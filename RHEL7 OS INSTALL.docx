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05503" w:rsidRDefault="00505503" w:rsidP="00505503">
      <w:r>
        <w:t xml:space="preserve">Shamshad </w:t>
      </w:r>
      <w:proofErr w:type="spellStart"/>
      <w:proofErr w:type="gramStart"/>
      <w:r>
        <w:t>ahmed</w:t>
      </w:r>
      <w:proofErr w:type="spellEnd"/>
      <w:proofErr w:type="gramEnd"/>
    </w:p>
    <w:p w:rsidR="00505503" w:rsidRDefault="00505503" w:rsidP="00505503">
      <w:r w:rsidRPr="00505503">
        <w:t>https://github.com/iamsamkhan</w:t>
      </w:r>
      <w:bookmarkStart w:id="0" w:name="_GoBack"/>
      <w:bookmarkEnd w:id="0"/>
    </w:p>
    <w:p w:rsidR="00505503" w:rsidRDefault="00505503" w:rsidP="00505503"/>
    <w:sdt>
      <w:sdtPr>
        <w:tag w:val="goog_rdk_12"/>
        <w:id w:val="442121058"/>
      </w:sdtPr>
      <w:sdtEndPr/>
      <w:sdtContent>
        <w:p w:rsidR="00F709CF" w:rsidRDefault="00505503" w:rsidP="00F709CF">
          <w:pPr>
            <w:rPr>
              <w:ins w:id="1" w:author="Mr Greens Thoughts" w:date="2022-08-28T03:05:00Z"/>
              <w:rFonts w:ascii="Arial" w:eastAsia="Arial" w:hAnsi="Arial" w:cs="Arial"/>
              <w:color w:val="000000"/>
            </w:rPr>
            <w:pPrChange w:id="2" w:author="Haraprasad Nayak" w:date="2022-10-26T19:08:00Z">
              <w:pPr>
                <w:ind w:firstLine="720"/>
              </w:pPr>
            </w:pPrChange>
          </w:pPr>
          <w:sdt>
            <w:sdtPr>
              <w:tag w:val="goog_rdk_1"/>
              <w:id w:val="-841152350"/>
            </w:sdtPr>
            <w:sdtEndPr/>
            <w:sdtContent>
              <w:ins w:id="3" w:author="mohanreddy kotha" w:date="2022-11-07T12:12:00Z">
                <w:r>
                  <w:rPr>
                    <w:rFonts w:ascii="Arial" w:eastAsia="Arial" w:hAnsi="Arial" w:cs="Arial"/>
                    <w:color w:val="000000"/>
                  </w:rPr>
                  <w:t>++</w:t>
                </w:r>
              </w:ins>
            </w:sdtContent>
          </w:sdt>
          <w:sdt>
            <w:sdtPr>
              <w:tag w:val="goog_rdk_2"/>
              <w:id w:val="1837573070"/>
            </w:sdtPr>
            <w:sdtEndPr/>
            <w:sdtContent>
              <w:ins w:id="4" w:author="Bhagya Bhagi" w:date="2022-08-28T02:37:00Z">
                <w:r>
                  <w:rPr>
                    <w:rFonts w:ascii="Arial" w:eastAsia="Arial" w:hAnsi="Arial" w:cs="Arial"/>
                    <w:color w:val="000000"/>
                  </w:rPr>
                  <w:t xml:space="preserve"> </w:t>
                </w:r>
              </w:ins>
            </w:sdtContent>
          </w:sdt>
          <w:sdt>
            <w:sdtPr>
              <w:tag w:val="goog_rdk_3"/>
              <w:id w:val="1735577592"/>
            </w:sdtPr>
            <w:sdtEndPr/>
            <w:sdtContent>
              <w:sdt>
                <w:sdtPr>
                  <w:tag w:val="goog_rdk_4"/>
                  <w:id w:val="-383411645"/>
                </w:sdtPr>
                <w:sdtEndPr/>
                <w:sdtContent>
                  <w:ins w:id="5" w:author="BIJAY KUMAR" w:date="2022-07-16T12:51:00Z">
                    <w:r>
                      <w:rPr>
                        <w:rFonts w:ascii="Arial" w:eastAsia="Arial" w:hAnsi="Arial" w:cs="Arial"/>
                        <w:color w:val="000000"/>
                        <w:sz w:val="24"/>
                        <w:szCs w:val="24"/>
                        <w:rPrChange w:id="6" w:author="Naresh Erukonda" w:date="2022-08-01T10:29:00Z">
                          <w:rPr>
                            <w:rFonts w:ascii="Arial" w:eastAsia="Arial" w:hAnsi="Arial" w:cs="Arial"/>
                            <w:color w:val="000000"/>
                          </w:rPr>
                        </w:rPrChange>
                      </w:rPr>
                      <w:t>+</w:t>
                    </w:r>
                  </w:ins>
                </w:sdtContent>
              </w:sdt>
            </w:sdtContent>
          </w:sdt>
          <w:sdt>
            <w:sdtPr>
              <w:tag w:val="goog_rdk_5"/>
              <w:id w:val="-847327253"/>
            </w:sdtPr>
            <w:sdtEndPr/>
            <w:sdtContent>
              <w:sdt>
                <w:sdtPr>
                  <w:tag w:val="goog_rdk_6"/>
                  <w:id w:val="-1149669271"/>
                </w:sdtPr>
                <w:sdtEndPr/>
                <w:sdtContent>
                  <w:ins w:id="7" w:author="Jay S" w:date="2022-03-22T09:06:00Z">
                    <w:r>
                      <w:rPr>
                        <w:rFonts w:ascii="Arial" w:eastAsia="Arial" w:hAnsi="Arial" w:cs="Arial"/>
                        <w:color w:val="000000"/>
                        <w:sz w:val="24"/>
                        <w:szCs w:val="24"/>
                        <w:rPrChange w:id="8" w:author="Naresh Erukonda" w:date="2022-08-01T10:29:00Z">
                          <w:rPr>
                            <w:rFonts w:ascii="Arial" w:eastAsia="Arial" w:hAnsi="Arial" w:cs="Arial"/>
                            <w:color w:val="000000"/>
                          </w:rPr>
                        </w:rPrChange>
                      </w:rPr>
                      <w:t xml:space="preserve"> </w:t>
                    </w:r>
                  </w:ins>
                </w:sdtContent>
              </w:sdt>
            </w:sdtContent>
          </w:sdt>
          <w:sdt>
            <w:sdtPr>
              <w:tag w:val="goog_rdk_7"/>
              <w:id w:val="930395672"/>
            </w:sdtPr>
            <w:sdtEndPr/>
            <w:sdtContent>
              <w:sdt>
                <w:sdtPr>
                  <w:tag w:val="goog_rdk_8"/>
                  <w:id w:val="-1026564300"/>
                </w:sdtPr>
                <w:sdtEndPr/>
                <w:sdtContent>
                  <w:proofErr w:type="spellStart"/>
                  <w:ins w:id="9" w:author="Manjunath Reddy99" w:date="2022-05-03T13:03:00Z">
                    <w:r>
                      <w:rPr>
                        <w:rFonts w:ascii="Arial" w:eastAsia="Arial" w:hAnsi="Arial" w:cs="Arial"/>
                        <w:color w:val="000000"/>
                        <w:sz w:val="30"/>
                        <w:szCs w:val="30"/>
                        <w:rPrChange w:id="10" w:author="Naresh Erukonda" w:date="2022-08-01T10:29:00Z">
                          <w:rPr>
                            <w:rFonts w:ascii="Arial" w:eastAsia="Arial" w:hAnsi="Arial" w:cs="Arial"/>
                            <w:color w:val="000000"/>
                          </w:rPr>
                        </w:rPrChange>
                      </w:rPr>
                      <w:t>Lqp</w:t>
                    </w:r>
                  </w:ins>
                  <w:proofErr w:type="spellEnd"/>
                </w:sdtContent>
              </w:sdt>
            </w:sdtContent>
          </w:sdt>
          <w:sdt>
            <w:sdtPr>
              <w:tag w:val="goog_rdk_9"/>
              <w:id w:val="576633063"/>
            </w:sdtPr>
            <w:sdtEndPr/>
            <w:sdtContent>
              <w:ins w:id="11" w:author="mounika a" w:date="2023-03-14T08:06:00Z">
                <w:r>
                  <w:rPr>
                    <w:rFonts w:ascii="Arial" w:eastAsia="Arial" w:hAnsi="Arial" w:cs="Arial"/>
                    <w:color w:val="000000"/>
                  </w:rPr>
                  <w:t xml:space="preserve">     </w:t>
                </w:r>
              </w:ins>
            </w:sdtContent>
          </w:sdt>
          <w:sdt>
            <w:sdtPr>
              <w:tag w:val="goog_rdk_10"/>
              <w:id w:val="2132746154"/>
            </w:sdtPr>
            <w:sdtEndPr/>
            <w:sdtContent>
              <w:sdt>
                <w:sdtPr>
                  <w:tag w:val="goog_rdk_11"/>
                  <w:id w:val="-319659223"/>
                </w:sdtPr>
                <w:sdtEndPr/>
                <w:sdtContent/>
              </w:sdt>
            </w:sdtContent>
          </w:sdt>
        </w:p>
      </w:sdtContent>
    </w:sdt>
    <w:sdt>
      <w:sdtPr>
        <w:tag w:val="goog_rdk_13"/>
        <w:id w:val="1998297252"/>
      </w:sdtPr>
      <w:sdtEndPr/>
      <w:sdtContent>
        <w:p w:rsidR="00F709CF" w:rsidRDefault="00505503" w:rsidP="00F709CF">
          <w:pPr>
            <w:ind w:firstLine="720"/>
            <w:pPrChange w:id="12" w:author="Nitin Bambal" w:date="2022-01-31T14:14:00Z">
              <w:pPr/>
            </w:pPrChange>
          </w:pPr>
          <w:r>
            <w:rPr>
              <w:noProof/>
              <w:lang w:val="en-IN"/>
            </w:rPr>
            <w:drawing>
              <wp:inline distT="0" distB="0" distL="0" distR="0">
                <wp:extent cx="5943600" cy="3342133"/>
                <wp:effectExtent l="0" t="0" r="0" b="0"/>
                <wp:docPr id="189" name="image2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1.png"/>
                        <pic:cNvPicPr preferRelativeResize="0"/>
                      </pic:nvPicPr>
                      <pic:blipFill>
                        <a:blip r:embed="rId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34213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sdtContent>
    </w:sdt>
    <w:p w:rsidR="00F709CF" w:rsidRDefault="00505503">
      <w:sdt>
        <w:sdtPr>
          <w:tag w:val="goog_rdk_15"/>
          <w:id w:val="760109369"/>
        </w:sdtPr>
        <w:sdtEndPr/>
        <w:sdtContent>
          <w:ins w:id="13" w:author="KODURI PRADEEP KUMAR" w:date="2022-12-16T13:58:00Z">
            <w:r>
              <w:rPr>
                <w:noProof/>
                <w:lang w:val="en-IN"/>
              </w:rPr>
              <w:drawing>
                <wp:inline distT="0" distB="0" distL="0" distR="0">
                  <wp:extent cx="5943600" cy="3342133"/>
                  <wp:effectExtent l="0" t="0" r="0" b="0"/>
                  <wp:docPr id="149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213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ins>
        </w:sdtContent>
      </w:sdt>
      <w:sdt>
        <w:sdtPr>
          <w:tag w:val="goog_rdk_16"/>
          <w:id w:val="784159796"/>
        </w:sdtPr>
        <w:sdtEndPr/>
        <w:sdtContent>
          <w:del w:id="14" w:author="Kiran Bansode" w:date="2022-07-28T03:01:00Z">
            <w:r>
              <w:rPr>
                <w:noProof/>
                <w:lang w:val="en-IN"/>
              </w:rPr>
              <w:drawing>
                <wp:inline distT="0" distB="0" distL="0" distR="0">
                  <wp:extent cx="5943600" cy="3342133"/>
                  <wp:effectExtent l="0" t="0" r="0" b="0"/>
                  <wp:docPr id="191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213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del>
        </w:sdtContent>
      </w:sdt>
      <w:sdt>
        <w:sdtPr>
          <w:tag w:val="goog_rdk_17"/>
          <w:id w:val="-1446615305"/>
        </w:sdtPr>
        <w:sdtEndPr/>
        <w:sdtContent>
          <w:ins w:id="15" w:author="siva G" w:date="2022-03-03T04:32:00Z">
            <w:r>
              <w:t>9</w:t>
            </w:r>
          </w:ins>
        </w:sdtContent>
      </w:sdt>
    </w:p>
    <w:p w:rsidR="00F709CF" w:rsidRDefault="00505503">
      <w:sdt>
        <w:sdtPr>
          <w:tag w:val="goog_rdk_19"/>
          <w:id w:val="2052726606"/>
        </w:sdtPr>
        <w:sdtEndPr/>
        <w:sdtContent>
          <w:del w:id="16" w:author="heart_stealer Mahendra 143" w:date="2022-04-28T13:17:00Z">
            <w:r>
              <w:rPr>
                <w:noProof/>
                <w:lang w:val="en-IN"/>
              </w:rPr>
              <w:drawing>
                <wp:inline distT="0" distB="0" distL="0" distR="0">
                  <wp:extent cx="5943600" cy="3342133"/>
                  <wp:effectExtent l="0" t="0" r="0" b="0"/>
                  <wp:docPr id="190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213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del>
        </w:sdtContent>
      </w:sdt>
      <w:sdt>
        <w:sdtPr>
          <w:tag w:val="goog_rdk_20"/>
          <w:id w:val="1168673592"/>
        </w:sdtPr>
        <w:sdtEndPr/>
        <w:sdtContent>
          <w:ins w:id="17" w:author="siva G" w:date="2022-03-03T04:32:00Z">
            <w:r>
              <w:t>-</w:t>
            </w:r>
          </w:ins>
        </w:sdtContent>
      </w:sdt>
    </w:p>
    <w:p w:rsidR="00F709CF" w:rsidRDefault="00505503">
      <w:sdt>
        <w:sdtPr>
          <w:tag w:val="goog_rdk_23"/>
          <w:id w:val="-609975592"/>
        </w:sdtPr>
        <w:sdtEndPr/>
        <w:sdtContent>
          <w:customXmlInsRangeStart w:id="18" w:author="Sara Sultana" w:date="2022-07-09T18:50:00Z"/>
          <w:sdt>
            <w:sdtPr>
              <w:tag w:val="goog_rdk_24"/>
              <w:id w:val="1132825778"/>
            </w:sdtPr>
            <w:sdtEndPr/>
            <w:sdtContent>
              <w:customXmlInsRangeEnd w:id="18"/>
              <w:ins w:id="19" w:author="Sara Sultana" w:date="2022-07-09T18:50:00Z">
                <w:del w:id="20" w:author="mubasshir sheikh" w:date="2022-12-24T17:02:00Z">
                  <w:r>
                    <w:delText>https://instagra</w:delText>
                  </w:r>
                </w:del>
              </w:ins>
              <w:customXmlInsRangeStart w:id="21" w:author="Sara Sultana" w:date="2022-07-09T18:50:00Z"/>
            </w:sdtContent>
          </w:sdt>
          <w:customXmlInsRangeEnd w:id="21"/>
          <w:ins w:id="22" w:author="Sara Sultana" w:date="2022-07-09T18:50:00Z">
            <w:r>
              <w:t>m.com/stories/mahir.a1483/2871494900221593886?utm_source=ig_story_item_share&amp;igshid=MDJmNzVkMjY=</w:t>
            </w:r>
          </w:ins>
        </w:sdtContent>
      </w:sdt>
      <w:sdt>
        <w:sdtPr>
          <w:tag w:val="goog_rdk_25"/>
          <w:id w:val="571931921"/>
        </w:sdtPr>
        <w:sdtEndPr/>
        <w:sdtContent>
          <w:sdt>
            <w:sdtPr>
              <w:tag w:val="goog_rdk_26"/>
              <w:id w:val="-11154628"/>
            </w:sdtPr>
            <w:sdtEndPr/>
            <w:sdtContent>
              <w:ins w:id="23" w:author="mubasshir sheikh" w:date="2022-12-24T17:02:00Z">
                <w:r>
                  <w:t>https://instagra</w:t>
                </w:r>
              </w:ins>
            </w:sdtContent>
          </w:sdt>
        </w:sdtContent>
      </w:sdt>
      <w:sdt>
        <w:sdtPr>
          <w:tag w:val="goog_rdk_27"/>
          <w:id w:val="-315338996"/>
        </w:sdtPr>
        <w:sdtEndPr/>
        <w:sdtContent>
          <w:del w:id="24" w:author="Sara Sultana" w:date="2022-07-09T18:50:00Z">
            <w:r>
              <w:rPr>
                <w:noProof/>
                <w:lang w:val="en-IN"/>
              </w:rPr>
              <w:drawing>
                <wp:inline distT="0" distB="0" distL="0" distR="0">
                  <wp:extent cx="5943600" cy="3342133"/>
                  <wp:effectExtent l="0" t="0" r="0" b="0"/>
                  <wp:docPr id="193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213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del>
        </w:sdtContent>
      </w:sdt>
    </w:p>
    <w:p w:rsidR="00F709CF" w:rsidRDefault="00505503">
      <w:r>
        <w:rPr>
          <w:noProof/>
          <w:lang w:val="en-IN"/>
        </w:rPr>
        <w:drawing>
          <wp:inline distT="0" distB="0" distL="0" distR="0">
            <wp:extent cx="5943600" cy="3342133"/>
            <wp:effectExtent l="0" t="0" r="0" b="0"/>
            <wp:docPr id="19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709CF" w:rsidRDefault="00505503">
      <w:r>
        <w:rPr>
          <w:noProof/>
          <w:lang w:val="en-IN"/>
        </w:rPr>
        <w:drawing>
          <wp:inline distT="0" distB="0" distL="0" distR="0">
            <wp:extent cx="5943600" cy="3342133"/>
            <wp:effectExtent l="0" t="0" r="0" b="0"/>
            <wp:docPr id="19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709CF" w:rsidRDefault="00505503">
      <w:sdt>
        <w:sdtPr>
          <w:tag w:val="goog_rdk_29"/>
          <w:id w:val="-789519238"/>
        </w:sdtPr>
        <w:sdtEndPr/>
        <w:sdtContent>
          <w:ins w:id="25" w:author="Jay S" w:date="2022-03-22T09:21:00Z">
            <w:r>
              <w:t xml:space="preserve"> </w:t>
            </w:r>
          </w:ins>
        </w:sdtContent>
      </w:sdt>
      <w:r>
        <w:rPr>
          <w:noProof/>
          <w:lang w:val="en-IN"/>
        </w:rPr>
        <w:drawing>
          <wp:inline distT="0" distB="0" distL="0" distR="0">
            <wp:extent cx="5943600" cy="3342133"/>
            <wp:effectExtent l="0" t="0" r="0" b="0"/>
            <wp:docPr id="194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sdt>
        <w:sdtPr>
          <w:tag w:val="goog_rdk_30"/>
          <w:id w:val="-2068102078"/>
        </w:sdtPr>
        <w:sdtEndPr/>
        <w:sdtContent>
          <w:proofErr w:type="gramStart"/>
          <w:ins w:id="26" w:author="Arjuna N Gudimetal" w:date="2022-03-24T19:28:00Z">
            <w:r>
              <w:t>d</w:t>
            </w:r>
          </w:ins>
          <w:proofErr w:type="gramEnd"/>
        </w:sdtContent>
      </w:sdt>
    </w:p>
    <w:p w:rsidR="00F709CF" w:rsidRDefault="00505503">
      <w:r>
        <w:rPr>
          <w:noProof/>
          <w:lang w:val="en-IN"/>
        </w:rPr>
        <w:drawing>
          <wp:inline distT="0" distB="0" distL="0" distR="0">
            <wp:extent cx="5943600" cy="3342133"/>
            <wp:effectExtent l="0" t="0" r="0" b="0"/>
            <wp:docPr id="19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709CF" w:rsidRDefault="00505503">
      <w:r>
        <w:rPr>
          <w:noProof/>
          <w:lang w:val="en-IN"/>
        </w:rPr>
        <w:lastRenderedPageBreak/>
        <w:drawing>
          <wp:inline distT="0" distB="0" distL="0" distR="0">
            <wp:extent cx="5943600" cy="3342133"/>
            <wp:effectExtent l="0" t="0" r="0" b="0"/>
            <wp:docPr id="19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709CF" w:rsidRDefault="00505503">
      <w:sdt>
        <w:sdtPr>
          <w:tag w:val="goog_rdk_32"/>
          <w:id w:val="-50694209"/>
        </w:sdtPr>
        <w:sdtEndPr/>
        <w:sdtContent>
          <w:ins w:id="27" w:author="netaji ghorwade" w:date="2022-04-23T15:10:00Z">
            <w:r>
              <w:rPr>
                <w:noProof/>
                <w:lang w:val="en-IN"/>
              </w:rPr>
              <w:drawing>
                <wp:inline distT="0" distB="0" distL="0" distR="0">
                  <wp:extent cx="5943600" cy="3342133"/>
                  <wp:effectExtent l="0" t="0" r="0" b="0"/>
                  <wp:docPr id="179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213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ins>
        </w:sdtContent>
      </w:sdt>
      <w:r>
        <w:rPr>
          <w:noProof/>
          <w:lang w:val="en-IN"/>
        </w:rPr>
        <w:drawing>
          <wp:inline distT="0" distB="0" distL="0" distR="0">
            <wp:extent cx="5943600" cy="3342133"/>
            <wp:effectExtent l="0" t="0" r="0" b="0"/>
            <wp:docPr id="201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709CF" w:rsidRDefault="00F709CF"/>
    <w:p w:rsidR="00F709CF" w:rsidRDefault="00505503">
      <w:sdt>
        <w:sdtPr>
          <w:tag w:val="goog_rdk_34"/>
          <w:id w:val="1145014679"/>
        </w:sdtPr>
        <w:sdtEndPr/>
        <w:sdtContent>
          <w:ins w:id="28" w:author="Priyabrata Sahoo" w:date="2022-07-15T16:16:00Z">
            <w:r>
              <w:t>07</w:t>
            </w:r>
          </w:ins>
        </w:sdtContent>
      </w:sdt>
      <w:sdt>
        <w:sdtPr>
          <w:tag w:val="goog_rdk_35"/>
          <w:id w:val="-911928428"/>
        </w:sdtPr>
        <w:sdtEndPr/>
        <w:sdtContent>
          <w:del w:id="29" w:author="MD AMINUL SAIFALI" w:date="2022-04-03T02:41:00Z">
            <w:r>
              <w:rPr>
                <w:noProof/>
                <w:lang w:val="en-IN"/>
              </w:rPr>
              <w:drawing>
                <wp:inline distT="0" distB="0" distL="0" distR="0">
                  <wp:extent cx="5943600" cy="3342133"/>
                  <wp:effectExtent l="0" t="0" r="0" b="0"/>
                  <wp:docPr id="199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213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del>
        </w:sdtContent>
      </w:sdt>
    </w:p>
    <w:p w:rsidR="00F709CF" w:rsidRDefault="00505503">
      <w:sdt>
        <w:sdtPr>
          <w:tag w:val="goog_rdk_37"/>
          <w:id w:val="1649023356"/>
        </w:sdtPr>
        <w:sdtEndPr/>
        <w:sdtContent>
          <w:ins w:id="30" w:author="MD AMINUL SAIFALI" w:date="2022-04-03T02:41:00Z">
            <w:r>
              <w:rPr>
                <w:noProof/>
                <w:lang w:val="en-IN"/>
              </w:rPr>
              <w:drawing>
                <wp:inline distT="0" distB="0" distL="0" distR="0">
                  <wp:extent cx="5943600" cy="3342133"/>
                  <wp:effectExtent l="0" t="0" r="0" b="0"/>
                  <wp:docPr id="150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213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ins>
        </w:sdtContent>
      </w:sdt>
      <w:r>
        <w:rPr>
          <w:noProof/>
          <w:lang w:val="en-IN"/>
        </w:rPr>
        <w:drawing>
          <wp:inline distT="0" distB="0" distL="0" distR="0">
            <wp:extent cx="5943600" cy="3342133"/>
            <wp:effectExtent l="0" t="0" r="0" b="0"/>
            <wp:docPr id="200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709CF" w:rsidRDefault="00505503">
      <w:r>
        <w:rPr>
          <w:noProof/>
          <w:lang w:val="en-IN"/>
        </w:rPr>
        <w:lastRenderedPageBreak/>
        <w:drawing>
          <wp:inline distT="0" distB="0" distL="0" distR="0">
            <wp:extent cx="5943600" cy="3342133"/>
            <wp:effectExtent l="0" t="0" r="0" b="0"/>
            <wp:docPr id="202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709CF" w:rsidRDefault="00505503">
      <w:r>
        <w:rPr>
          <w:noProof/>
          <w:lang w:val="en-IN"/>
        </w:rPr>
        <w:drawing>
          <wp:inline distT="0" distB="0" distL="0" distR="0">
            <wp:extent cx="5943600" cy="3342133"/>
            <wp:effectExtent l="0" t="0" r="0" b="0"/>
            <wp:docPr id="203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709CF" w:rsidRDefault="00505503">
      <w:r>
        <w:rPr>
          <w:noProof/>
          <w:lang w:val="en-IN"/>
        </w:rPr>
        <w:lastRenderedPageBreak/>
        <w:drawing>
          <wp:inline distT="0" distB="0" distL="0" distR="0">
            <wp:extent cx="5943600" cy="3342133"/>
            <wp:effectExtent l="0" t="0" r="0" b="0"/>
            <wp:docPr id="204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709CF" w:rsidRDefault="00505503">
      <w:r>
        <w:rPr>
          <w:noProof/>
          <w:lang w:val="en-IN"/>
        </w:rPr>
        <w:drawing>
          <wp:inline distT="0" distB="0" distL="0" distR="0">
            <wp:extent cx="5943600" cy="3342133"/>
            <wp:effectExtent l="0" t="0" r="0" b="0"/>
            <wp:docPr id="205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709CF" w:rsidRDefault="00505503">
      <w:r>
        <w:rPr>
          <w:noProof/>
          <w:lang w:val="en-IN"/>
        </w:rPr>
        <w:lastRenderedPageBreak/>
        <w:drawing>
          <wp:inline distT="0" distB="0" distL="0" distR="0">
            <wp:extent cx="5943600" cy="3342133"/>
            <wp:effectExtent l="0" t="0" r="0" b="0"/>
            <wp:docPr id="206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709CF" w:rsidRDefault="00505503">
      <w:r>
        <w:rPr>
          <w:noProof/>
          <w:lang w:val="en-IN"/>
        </w:rPr>
        <w:drawing>
          <wp:inline distT="0" distB="0" distL="0" distR="0">
            <wp:extent cx="5943600" cy="3342133"/>
            <wp:effectExtent l="0" t="0" r="0" b="0"/>
            <wp:docPr id="207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709CF" w:rsidRDefault="00505503">
      <w:sdt>
        <w:sdtPr>
          <w:tag w:val="goog_rdk_39"/>
          <w:id w:val="-286193494"/>
        </w:sdtPr>
        <w:sdtEndPr/>
        <w:sdtContent>
          <w:del w:id="31" w:author="netaji ghorwade" w:date="2022-04-23T15:10:00Z">
            <w:r>
              <w:rPr>
                <w:noProof/>
                <w:lang w:val="en-IN"/>
              </w:rPr>
              <w:drawing>
                <wp:inline distT="0" distB="0" distL="0" distR="0">
                  <wp:extent cx="5943600" cy="3342133"/>
                  <wp:effectExtent l="0" t="0" r="0" b="0"/>
                  <wp:docPr id="208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213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del>
        </w:sdtContent>
      </w:sdt>
    </w:p>
    <w:p w:rsidR="00F709CF" w:rsidRDefault="00505503">
      <w:r>
        <w:rPr>
          <w:noProof/>
          <w:lang w:val="en-IN"/>
        </w:rPr>
        <w:lastRenderedPageBreak/>
        <w:drawing>
          <wp:inline distT="0" distB="0" distL="0" distR="0">
            <wp:extent cx="5943600" cy="3342133"/>
            <wp:effectExtent l="0" t="0" r="0" b="0"/>
            <wp:docPr id="209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41"/>
        <w:id w:val="139619431"/>
      </w:sdtPr>
      <w:sdtEndPr/>
      <w:sdtContent>
        <w:p w:rsidR="00F709CF" w:rsidRDefault="00505503" w:rsidP="00F709CF">
          <w:pPr>
            <w:ind w:hanging="1350"/>
            <w:pPrChange w:id="32" w:author="jayarakesh nemani" w:date="2022-09-26T14:06:00Z">
              <w:pPr/>
            </w:pPrChange>
          </w:pPr>
          <w:r>
            <w:rPr>
              <w:noProof/>
              <w:lang w:val="en-IN"/>
            </w:rPr>
            <w:drawing>
              <wp:inline distT="0" distB="0" distL="0" distR="0">
                <wp:extent cx="5943600" cy="3342133"/>
                <wp:effectExtent l="0" t="0" r="0" b="0"/>
                <wp:docPr id="175" name="image1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34213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  <w:sdt>
            <w:sdtPr>
              <w:tag w:val="goog_rdk_40"/>
              <w:id w:val="-1717267690"/>
            </w:sdtPr>
            <w:sdtEndPr/>
            <w:sdtContent>
              <w:ins w:id="33" w:author="Arjuna N Gudimetal" w:date="2022-04-13T14:22:00Z">
                <w:r>
                  <w:t>+</w:t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</w:ins>
            </w:sdtContent>
          </w:sdt>
        </w:p>
      </w:sdtContent>
    </w:sdt>
    <w:p w:rsidR="00F709CF" w:rsidRDefault="00505503">
      <w:r>
        <w:rPr>
          <w:noProof/>
          <w:lang w:val="en-IN"/>
        </w:rPr>
        <w:lastRenderedPageBreak/>
        <w:drawing>
          <wp:inline distT="0" distB="0" distL="0" distR="0">
            <wp:extent cx="5943600" cy="3342133"/>
            <wp:effectExtent l="0" t="0" r="0" b="0"/>
            <wp:docPr id="178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709CF" w:rsidRDefault="00505503">
      <w:r>
        <w:rPr>
          <w:noProof/>
          <w:lang w:val="en-IN"/>
        </w:rPr>
        <w:drawing>
          <wp:inline distT="0" distB="0" distL="0" distR="0">
            <wp:extent cx="5943600" cy="3342133"/>
            <wp:effectExtent l="0" t="0" r="0" b="0"/>
            <wp:docPr id="18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45"/>
        <w:id w:val="-1963258732"/>
      </w:sdtPr>
      <w:sdtEndPr/>
      <w:sdtContent>
        <w:p w:rsidR="00F709CF" w:rsidRDefault="00505503" w:rsidP="00F709CF">
          <w:pPr>
            <w:ind w:left="-360"/>
            <w:rPr>
              <w:del w:id="34" w:author="Srikanth Dq" w:date="2022-11-15T11:34:00Z"/>
            </w:rPr>
            <w:pPrChange w:id="35" w:author="Sayyed Yazdani" w:date="2022-02-05T12:44:00Z">
              <w:pPr/>
            </w:pPrChange>
          </w:pPr>
          <w:sdt>
            <w:sdtPr>
              <w:tag w:val="goog_rdk_43"/>
              <w:id w:val="78192351"/>
            </w:sdtPr>
            <w:sdtEndPr/>
            <w:sdtContent>
              <w:del w:id="36" w:author="Toufik Shaikh" w:date="2022-09-04T03:33:00Z">
                <w:r>
                  <w:rPr>
                    <w:noProof/>
                    <w:lang w:val="en-IN"/>
                  </w:rPr>
                  <w:drawing>
                    <wp:inline distT="0" distB="0" distL="0" distR="0">
                      <wp:extent cx="5943600" cy="3342133"/>
                      <wp:effectExtent l="0" t="0" r="0" b="0"/>
                      <wp:docPr id="181" name="image32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32.png"/>
                              <pic:cNvPicPr preferRelativeResize="0"/>
                            </pic:nvPicPr>
                            <pic:blipFill>
                              <a:blip r:embed="rId2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943600" cy="3342133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del>
            </w:sdtContent>
          </w:sdt>
          <w:sdt>
            <w:sdtPr>
              <w:tag w:val="goog_rdk_44"/>
              <w:id w:val="-1596848980"/>
            </w:sdtPr>
            <w:sdtEndPr/>
            <w:sdtContent/>
          </w:sdt>
        </w:p>
      </w:sdtContent>
    </w:sdt>
    <w:sdt>
      <w:sdtPr>
        <w:tag w:val="goog_rdk_46"/>
        <w:id w:val="-511372655"/>
      </w:sdtPr>
      <w:sdtEndPr/>
      <w:sdtContent>
        <w:p w:rsidR="00F709CF" w:rsidRDefault="00505503" w:rsidP="00F709CF">
          <w:pPr>
            <w:ind w:left="-360"/>
            <w:pPrChange w:id="37" w:author="Srikanth Dq" w:date="2022-11-15T11:34:00Z">
              <w:pPr/>
            </w:pPrChange>
          </w:pPr>
          <w:r>
            <w:rPr>
              <w:noProof/>
              <w:lang w:val="en-IN"/>
            </w:rPr>
            <w:drawing>
              <wp:inline distT="0" distB="0" distL="0" distR="0">
                <wp:extent cx="5943600" cy="3342133"/>
                <wp:effectExtent l="0" t="0" r="0" b="0"/>
                <wp:docPr id="182" name="image3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4.png"/>
                        <pic:cNvPicPr preferRelativeResize="0"/>
                      </pic:nvPicPr>
                      <pic:blipFill>
                        <a:blip r:embed="rId3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34213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sdtContent>
    </w:sdt>
    <w:p w:rsidR="00F709CF" w:rsidRDefault="00505503">
      <w:r>
        <w:rPr>
          <w:noProof/>
          <w:lang w:val="en-IN"/>
        </w:rPr>
        <w:drawing>
          <wp:inline distT="0" distB="0" distL="0" distR="0">
            <wp:extent cx="5943600" cy="3342133"/>
            <wp:effectExtent l="0" t="0" r="0" b="0"/>
            <wp:docPr id="18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709CF" w:rsidRDefault="00505503">
      <w:r>
        <w:rPr>
          <w:noProof/>
          <w:lang w:val="en-IN"/>
        </w:rPr>
        <w:lastRenderedPageBreak/>
        <w:drawing>
          <wp:inline distT="0" distB="0" distL="0" distR="0">
            <wp:extent cx="5943600" cy="3342133"/>
            <wp:effectExtent l="0" t="0" r="0" b="0"/>
            <wp:docPr id="18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709CF" w:rsidRDefault="00505503">
      <w:r>
        <w:rPr>
          <w:noProof/>
          <w:lang w:val="en-IN"/>
        </w:rPr>
        <w:drawing>
          <wp:inline distT="0" distB="0" distL="0" distR="0">
            <wp:extent cx="5943600" cy="3342133"/>
            <wp:effectExtent l="0" t="0" r="0" b="0"/>
            <wp:docPr id="18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709CF" w:rsidRDefault="00505503">
      <w:r>
        <w:rPr>
          <w:noProof/>
          <w:lang w:val="en-IN"/>
        </w:rPr>
        <w:lastRenderedPageBreak/>
        <w:drawing>
          <wp:inline distT="0" distB="0" distL="0" distR="0">
            <wp:extent cx="5943600" cy="3342133"/>
            <wp:effectExtent l="0" t="0" r="0" b="0"/>
            <wp:docPr id="18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49"/>
        <w:id w:val="94753157"/>
      </w:sdtPr>
      <w:sdtEndPr/>
      <w:sdtContent>
        <w:p w:rsidR="00F709CF" w:rsidRDefault="00505503">
          <w:pPr>
            <w:rPr>
              <w:ins w:id="38" w:author="Sayyed Yazdani" w:date="2022-02-05T12:42:00Z"/>
            </w:rPr>
          </w:pPr>
          <w:sdt>
            <w:sdtPr>
              <w:tag w:val="goog_rdk_48"/>
              <w:id w:val="-1871602528"/>
            </w:sdtPr>
            <w:sdtEndPr/>
            <w:sdtContent/>
          </w:sdt>
        </w:p>
      </w:sdtContent>
    </w:sdt>
    <w:sdt>
      <w:sdtPr>
        <w:tag w:val="goog_rdk_51"/>
        <w:id w:val="427776558"/>
      </w:sdtPr>
      <w:sdtEndPr/>
      <w:sdtContent>
        <w:p w:rsidR="00F709CF" w:rsidRDefault="00505503">
          <w:pPr>
            <w:rPr>
              <w:del w:id="39" w:author="Sayyed Yazdani" w:date="2022-02-05T12:42:00Z"/>
            </w:rPr>
          </w:pPr>
          <w:r>
            <w:rPr>
              <w:noProof/>
              <w:lang w:val="en-IN"/>
            </w:rPr>
            <w:drawing>
              <wp:inline distT="0" distB="0" distL="0" distR="0">
                <wp:extent cx="5943600" cy="3342133"/>
                <wp:effectExtent l="0" t="0" r="0" b="0"/>
                <wp:docPr id="188" name="image2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2.png"/>
                        <pic:cNvPicPr preferRelativeResize="0"/>
                      </pic:nvPicPr>
                      <pic:blipFill>
                        <a:blip r:embed="rId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34213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  <w:sdt>
            <w:sdtPr>
              <w:tag w:val="goog_rdk_50"/>
              <w:id w:val="1100600872"/>
            </w:sdtPr>
            <w:sdtEndPr/>
            <w:sdtContent/>
          </w:sdt>
        </w:p>
      </w:sdtContent>
    </w:sdt>
    <w:p w:rsidR="00F709CF" w:rsidRDefault="00505503">
      <w:r>
        <w:rPr>
          <w:noProof/>
          <w:lang w:val="en-IN"/>
        </w:rPr>
        <w:drawing>
          <wp:inline distT="0" distB="0" distL="0" distR="0">
            <wp:extent cx="5943600" cy="3342133"/>
            <wp:effectExtent l="0" t="0" r="0" b="0"/>
            <wp:docPr id="16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709CF" w:rsidRDefault="00505503">
      <w:r>
        <w:rPr>
          <w:noProof/>
          <w:lang w:val="en-IN"/>
        </w:rPr>
        <w:lastRenderedPageBreak/>
        <w:drawing>
          <wp:inline distT="0" distB="0" distL="0" distR="0">
            <wp:extent cx="5943600" cy="3342133"/>
            <wp:effectExtent l="0" t="0" r="0" b="0"/>
            <wp:docPr id="16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709CF" w:rsidRDefault="00505503">
      <w:r>
        <w:rPr>
          <w:noProof/>
          <w:lang w:val="en-IN"/>
        </w:rPr>
        <w:drawing>
          <wp:inline distT="0" distB="0" distL="0" distR="0">
            <wp:extent cx="5943600" cy="3342133"/>
            <wp:effectExtent l="0" t="0" r="0" b="0"/>
            <wp:docPr id="16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54"/>
        <w:id w:val="1030765521"/>
      </w:sdtPr>
      <w:sdtEndPr/>
      <w:sdtContent>
        <w:p w:rsidR="00F709CF" w:rsidRDefault="00505503">
          <w:pPr>
            <w:rPr>
              <w:del w:id="40" w:author="Toufik Shaikh" w:date="2022-09-04T03:41:00Z"/>
            </w:rPr>
          </w:pPr>
          <w:sdt>
            <w:sdtPr>
              <w:tag w:val="goog_rdk_53"/>
              <w:id w:val="-385179096"/>
            </w:sdtPr>
            <w:sdtEndPr/>
            <w:sdtContent>
              <w:del w:id="41" w:author="Toufik Shaikh" w:date="2022-09-04T03:41:00Z">
                <w:r>
                  <w:rPr>
                    <w:noProof/>
                    <w:lang w:val="en-IN"/>
                  </w:rPr>
                  <w:drawing>
                    <wp:inline distT="0" distB="0" distL="0" distR="0">
                      <wp:extent cx="5943600" cy="3342133"/>
                      <wp:effectExtent l="0" t="0" r="0" b="0"/>
                      <wp:docPr id="163" name="image1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1.png"/>
                              <pic:cNvPicPr preferRelativeResize="0"/>
                            </pic:nvPicPr>
                            <pic:blipFill>
                              <a:blip r:embed="rId3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943600" cy="3342133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del>
            </w:sdtContent>
          </w:sdt>
        </w:p>
      </w:sdtContent>
    </w:sdt>
    <w:sdt>
      <w:sdtPr>
        <w:tag w:val="goog_rdk_56"/>
        <w:id w:val="-37281045"/>
      </w:sdtPr>
      <w:sdtEndPr/>
      <w:sdtContent>
        <w:p w:rsidR="00F709CF" w:rsidRDefault="00505503">
          <w:pPr>
            <w:rPr>
              <w:del w:id="42" w:author="Toufik Shaikh" w:date="2022-09-04T03:41:00Z"/>
            </w:rPr>
          </w:pPr>
          <w:sdt>
            <w:sdtPr>
              <w:tag w:val="goog_rdk_55"/>
              <w:id w:val="460077692"/>
            </w:sdtPr>
            <w:sdtEndPr/>
            <w:sdtContent>
              <w:del w:id="43" w:author="Toufik Shaikh" w:date="2022-09-04T03:41:00Z">
                <w:r>
                  <w:rPr>
                    <w:noProof/>
                    <w:lang w:val="en-IN"/>
                  </w:rPr>
                  <w:drawing>
                    <wp:inline distT="0" distB="0" distL="0" distR="0">
                      <wp:extent cx="5943600" cy="3342133"/>
                      <wp:effectExtent l="0" t="0" r="0" b="0"/>
                      <wp:docPr id="164" name="image4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4.png"/>
                              <pic:cNvPicPr preferRelativeResize="0"/>
                            </pic:nvPicPr>
                            <pic:blipFill>
                              <a:blip r:embed="rId40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943600" cy="3342133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del>
            </w:sdtContent>
          </w:sdt>
        </w:p>
      </w:sdtContent>
    </w:sdt>
    <w:p w:rsidR="00F709CF" w:rsidRDefault="00505503">
      <w:sdt>
        <w:sdtPr>
          <w:tag w:val="goog_rdk_57"/>
          <w:id w:val="-781878788"/>
        </w:sdtPr>
        <w:sdtEndPr/>
        <w:sdtContent>
          <w:del w:id="44" w:author="Toufik Shaikh" w:date="2022-09-04T03:41:00Z">
            <w:r>
              <w:rPr>
                <w:noProof/>
                <w:lang w:val="en-IN"/>
              </w:rPr>
              <w:drawing>
                <wp:inline distT="0" distB="0" distL="0" distR="0">
                  <wp:extent cx="5943600" cy="3342133"/>
                  <wp:effectExtent l="0" t="0" r="0" b="0"/>
                  <wp:docPr id="166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213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del>
        </w:sdtContent>
      </w:sdt>
    </w:p>
    <w:p w:rsidR="00F709CF" w:rsidRDefault="00505503">
      <w:sdt>
        <w:sdtPr>
          <w:tag w:val="goog_rdk_59"/>
          <w:id w:val="255567454"/>
        </w:sdtPr>
        <w:sdtEndPr/>
        <w:sdtContent>
          <w:del w:id="45" w:author="Raheel Hamza" w:date="2022-12-24T09:51:00Z">
            <w:r>
              <w:rPr>
                <w:noProof/>
                <w:lang w:val="en-IN"/>
              </w:rPr>
              <w:drawing>
                <wp:inline distT="0" distB="0" distL="0" distR="0">
                  <wp:extent cx="5943600" cy="3342133"/>
                  <wp:effectExtent l="0" t="0" r="0" b="0"/>
                  <wp:docPr id="167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213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del>
        </w:sdtContent>
      </w:sdt>
    </w:p>
    <w:p w:rsidR="00F709CF" w:rsidRDefault="00505503">
      <w:sdt>
        <w:sdtPr>
          <w:tag w:val="goog_rdk_61"/>
          <w:id w:val="-743950999"/>
        </w:sdtPr>
        <w:sdtEndPr/>
        <w:sdtContent>
          <w:del w:id="46" w:author="Toufik Shaikh" w:date="2022-09-04T03:49:00Z">
            <w:r>
              <w:rPr>
                <w:noProof/>
                <w:lang w:val="en-IN"/>
              </w:rPr>
              <w:drawing>
                <wp:inline distT="0" distB="0" distL="0" distR="0">
                  <wp:extent cx="5943600" cy="3342133"/>
                  <wp:effectExtent l="0" t="0" r="0" b="0"/>
                  <wp:docPr id="168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213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del>
        </w:sdtContent>
      </w:sdt>
    </w:p>
    <w:sdt>
      <w:sdtPr>
        <w:tag w:val="goog_rdk_62"/>
        <w:id w:val="1536458915"/>
      </w:sdtPr>
      <w:sdtEndPr/>
      <w:sdtContent>
        <w:p w:rsidR="00F709CF" w:rsidRDefault="00505503" w:rsidP="00F709CF">
          <w:pPr>
            <w:ind w:firstLine="720"/>
            <w:pPrChange w:id="47" w:author="Arjuna N Gudimetal" w:date="2022-04-13T14:23:00Z">
              <w:pPr/>
            </w:pPrChange>
          </w:pPr>
          <w:r>
            <w:rPr>
              <w:noProof/>
              <w:lang w:val="en-IN"/>
            </w:rPr>
            <w:drawing>
              <wp:inline distT="0" distB="0" distL="0" distR="0">
                <wp:extent cx="5943600" cy="3342133"/>
                <wp:effectExtent l="0" t="0" r="0" b="0"/>
                <wp:docPr id="169" name="image9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4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34213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sdtContent>
    </w:sdt>
    <w:p w:rsidR="00F709CF" w:rsidRDefault="00505503">
      <w:sdt>
        <w:sdtPr>
          <w:tag w:val="goog_rdk_64"/>
          <w:id w:val="1367715508"/>
        </w:sdtPr>
        <w:sdtEndPr/>
        <w:sdtContent>
          <w:del w:id="48" w:author="Raheel Hamza" w:date="2022-12-24T09:49:00Z">
            <w:r>
              <w:rPr>
                <w:noProof/>
                <w:lang w:val="en-IN"/>
              </w:rPr>
              <w:drawing>
                <wp:inline distT="0" distB="0" distL="0" distR="0">
                  <wp:extent cx="5943600" cy="3342133"/>
                  <wp:effectExtent l="0" t="0" r="0" b="0"/>
                  <wp:docPr id="170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213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del>
        </w:sdtContent>
      </w:sdt>
    </w:p>
    <w:p w:rsidR="00F709CF" w:rsidRDefault="00505503">
      <w:r>
        <w:rPr>
          <w:noProof/>
          <w:lang w:val="en-IN"/>
        </w:rPr>
        <w:drawing>
          <wp:inline distT="0" distB="0" distL="0" distR="0">
            <wp:extent cx="5943600" cy="3342133"/>
            <wp:effectExtent l="0" t="0" r="0" b="0"/>
            <wp:docPr id="15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709CF" w:rsidRDefault="00505503">
      <w:sdt>
        <w:sdtPr>
          <w:tag w:val="goog_rdk_66"/>
          <w:id w:val="-2054527727"/>
        </w:sdtPr>
        <w:sdtEndPr/>
        <w:sdtContent>
          <w:del w:id="49" w:author="Toufik Shaikh" w:date="2022-09-04T05:23:00Z">
            <w:r>
              <w:rPr>
                <w:noProof/>
                <w:lang w:val="en-IN"/>
              </w:rPr>
              <w:drawing>
                <wp:inline distT="0" distB="0" distL="0" distR="0">
                  <wp:extent cx="5943600" cy="3342133"/>
                  <wp:effectExtent l="0" t="0" r="0" b="0"/>
                  <wp:docPr id="154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213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del>
        </w:sdtContent>
      </w:sdt>
    </w:p>
    <w:p w:rsidR="00F709CF" w:rsidRDefault="00505503">
      <w:r>
        <w:rPr>
          <w:noProof/>
          <w:lang w:val="en-IN"/>
        </w:rPr>
        <w:lastRenderedPageBreak/>
        <w:drawing>
          <wp:inline distT="0" distB="0" distL="0" distR="0">
            <wp:extent cx="5943600" cy="3342133"/>
            <wp:effectExtent l="0" t="0" r="0" b="0"/>
            <wp:docPr id="15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709CF" w:rsidRDefault="00505503">
      <w:r>
        <w:rPr>
          <w:noProof/>
          <w:lang w:val="en-IN"/>
        </w:rPr>
        <w:drawing>
          <wp:inline distT="0" distB="0" distL="0" distR="0">
            <wp:extent cx="5943600" cy="3342133"/>
            <wp:effectExtent l="0" t="0" r="0" b="0"/>
            <wp:docPr id="15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709CF" w:rsidRDefault="00505503">
      <w:sdt>
        <w:sdtPr>
          <w:tag w:val="goog_rdk_68"/>
          <w:id w:val="-2033945436"/>
        </w:sdtPr>
        <w:sdtEndPr/>
        <w:sdtContent>
          <w:del w:id="50" w:author="Raheel Hamza" w:date="2022-12-24T09:49:00Z">
            <w:r>
              <w:rPr>
                <w:noProof/>
                <w:lang w:val="en-IN"/>
              </w:rPr>
              <w:drawing>
                <wp:inline distT="0" distB="0" distL="0" distR="0">
                  <wp:extent cx="5943600" cy="3342133"/>
                  <wp:effectExtent l="0" t="0" r="0" b="0"/>
                  <wp:docPr id="158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213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del>
        </w:sdtContent>
      </w:sdt>
    </w:p>
    <w:p w:rsidR="00F709CF" w:rsidRDefault="00F709CF"/>
    <w:p w:rsidR="00F709CF" w:rsidRDefault="00F709CF"/>
    <w:sectPr w:rsidR="00F709CF">
      <w:pgSz w:w="12240" w:h="15840"/>
      <w:pgMar w:top="1440" w:right="900" w:bottom="1440" w:left="1440" w:header="720" w:footer="720" w:gutter="0"/>
      <w:pgNumType w:start="1"/>
      <w:cols w:space="720"/>
      <w:sectPrChange w:id="51" w:author="Arabinda Bhoin" w:date="2022-02-23T07:43:00Z">
        <w:sectPr w:rsidR="00F709CF">
          <w:pgMar w:top="1440" w:right="1440" w:bottom="1440" w:left="1440" w:header="720" w:footer="720" w:gutter="0"/>
        </w:sectPr>
      </w:sectPrChange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roman"/>
    <w:notTrueType/>
    <w:pitch w:val="default"/>
  </w:font>
  <w:font w:name="Georgia">
    <w:panose1 w:val="02040502050405020303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09CF"/>
    <w:rsid w:val="00505503"/>
    <w:rsid w:val="00F709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EAB5414-5B23-4F5C-8CAA-CFDA4996C9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B4975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F1C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F1CDA"/>
    <w:rPr>
      <w:rFonts w:ascii="Tahoma" w:hAnsi="Tahoma" w:cs="Tahoma"/>
      <w:sz w:val="16"/>
      <w:szCs w:val="16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jy3uhL7soTRmfsGEZkKZeFAi7PyA==">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59</Words>
  <Characters>341</Characters>
  <Application>Microsoft Office Word</Application>
  <DocSecurity>0</DocSecurity>
  <Lines>2</Lines>
  <Paragraphs>1</Paragraphs>
  <ScaleCrop>false</ScaleCrop>
  <Company/>
  <LinksUpToDate>false</LinksUpToDate>
  <CharactersWithSpaces>399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imran shaik</dc:creator>
  <cp:lastModifiedBy>Shamshad</cp:lastModifiedBy>
  <cp:revision>2</cp:revision>
  <dcterms:created xsi:type="dcterms:W3CDTF">2019-11-27T06:00:00Z</dcterms:created>
  <dcterms:modified xsi:type="dcterms:W3CDTF">2023-03-17T05:15:00Z</dcterms:modified>
</cp:coreProperties>
</file>